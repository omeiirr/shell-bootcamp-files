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AF0A76" w14:textId="77777777" w:rsidR="00492172" w:rsidRPr="00492172" w:rsidRDefault="00492172" w:rsidP="005A1F04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492172">
        <w:rPr>
          <w:rFonts w:ascii="Times New Roman" w:hAnsi="Times New Roman" w:cs="Times New Roman"/>
          <w:b/>
          <w:bCs/>
          <w:sz w:val="36"/>
          <w:szCs w:val="36"/>
          <w:u w:val="single"/>
          <w:rPrChange w:id="0" w:author="Agrawal, Ananya SIMPL-PTIY/FBF" w:date="2023-08-28T10:28:00Z">
            <w:rPr>
              <w:sz w:val="32"/>
              <w:szCs w:val="32"/>
            </w:rPr>
          </w:rPrChange>
        </w:rPr>
        <w:t>Shell – Final Case Study Assessment</w:t>
      </w:r>
    </w:p>
    <w:p w14:paraId="22B36BEB" w14:textId="77777777" w:rsidR="00AA5E6C" w:rsidRDefault="00AA5E6C" w:rsidP="00121CEA">
      <w:pPr>
        <w:rPr>
          <w:rFonts w:ascii="Times New Roman" w:hAnsi="Times New Roman" w:cs="Times New Roman"/>
          <w:sz w:val="24"/>
          <w:szCs w:val="24"/>
        </w:rPr>
      </w:pPr>
    </w:p>
    <w:p w14:paraId="01CE09B7" w14:textId="33B472DF" w:rsidR="00AA5E6C" w:rsidRPr="00492172" w:rsidRDefault="00121CEA" w:rsidP="00121CEA">
      <w:pPr>
        <w:rPr>
          <w:rFonts w:ascii="Times New Roman" w:hAnsi="Times New Roman" w:cs="Times New Roman"/>
          <w:sz w:val="24"/>
          <w:szCs w:val="24"/>
        </w:rPr>
      </w:pPr>
      <w:r w:rsidRPr="00AA5E6C">
        <w:rPr>
          <w:rFonts w:ascii="Times New Roman" w:hAnsi="Times New Roman" w:cs="Times New Roman"/>
          <w:b/>
          <w:bCs/>
          <w:sz w:val="24"/>
          <w:szCs w:val="24"/>
        </w:rPr>
        <w:t>Submitted by</w:t>
      </w:r>
      <w:r w:rsidR="00AA5E6C" w:rsidRPr="00AA5E6C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121CEA">
        <w:rPr>
          <w:rFonts w:ascii="Times New Roman" w:hAnsi="Times New Roman" w:cs="Times New Roman"/>
          <w:sz w:val="24"/>
          <w:szCs w:val="24"/>
        </w:rPr>
        <w:t xml:space="preserve">Employee Name: </w:t>
      </w:r>
      <w:r w:rsidR="00AA5E6C">
        <w:rPr>
          <w:rFonts w:ascii="Times New Roman" w:hAnsi="Times New Roman" w:cs="Times New Roman"/>
          <w:sz w:val="24"/>
          <w:szCs w:val="24"/>
        </w:rPr>
        <w:t>Omeir Fawaz [</w:t>
      </w:r>
      <w:r w:rsidR="00AA5E6C" w:rsidRPr="00492172">
        <w:rPr>
          <w:rFonts w:ascii="Times New Roman" w:hAnsi="Times New Roman" w:cs="Times New Roman"/>
          <w:sz w:val="24"/>
          <w:szCs w:val="24"/>
        </w:rPr>
        <w:t>Omeir.Fawaz@shell.com</w:t>
      </w:r>
      <w:r w:rsidR="00AA5E6C">
        <w:rPr>
          <w:rFonts w:ascii="Times New Roman" w:hAnsi="Times New Roman" w:cs="Times New Roman"/>
          <w:sz w:val="24"/>
          <w:szCs w:val="24"/>
        </w:rPr>
        <w:t>]</w:t>
      </w:r>
      <w:r w:rsidR="00AA5E6C">
        <w:rPr>
          <w:rFonts w:ascii="Times New Roman" w:hAnsi="Times New Roman" w:cs="Times New Roman"/>
          <w:sz w:val="24"/>
          <w:szCs w:val="24"/>
        </w:rPr>
        <w:br/>
      </w:r>
      <w:r w:rsidRPr="00121CEA">
        <w:rPr>
          <w:rFonts w:ascii="Times New Roman" w:hAnsi="Times New Roman" w:cs="Times New Roman"/>
          <w:sz w:val="24"/>
          <w:szCs w:val="24"/>
        </w:rPr>
        <w:t xml:space="preserve">Employee ID: </w:t>
      </w:r>
      <w:r w:rsidR="00C235EE">
        <w:rPr>
          <w:rFonts w:ascii="Times New Roman" w:hAnsi="Times New Roman" w:cs="Times New Roman"/>
          <w:sz w:val="24"/>
          <w:szCs w:val="24"/>
        </w:rPr>
        <w:t>654865</w:t>
      </w:r>
      <w:r w:rsidR="00AA5E6C">
        <w:rPr>
          <w:rFonts w:ascii="Times New Roman" w:hAnsi="Times New Roman" w:cs="Times New Roman"/>
          <w:sz w:val="24"/>
          <w:szCs w:val="24"/>
        </w:rPr>
        <w:br/>
      </w:r>
      <w:r w:rsidRPr="00121CEA">
        <w:rPr>
          <w:rFonts w:ascii="Times New Roman" w:hAnsi="Times New Roman" w:cs="Times New Roman"/>
          <w:sz w:val="24"/>
          <w:szCs w:val="24"/>
        </w:rPr>
        <w:t>Date: 28th August 2023</w:t>
      </w:r>
    </w:p>
    <w:p w14:paraId="47E55303" w14:textId="77777777" w:rsidR="00492172" w:rsidRPr="00492172" w:rsidRDefault="00492172" w:rsidP="005A1F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92172">
        <w:rPr>
          <w:rFonts w:ascii="Times New Roman" w:hAnsi="Times New Roman" w:cs="Times New Roman"/>
          <w:b/>
          <w:bCs/>
          <w:sz w:val="24"/>
          <w:szCs w:val="24"/>
          <w:rPrChange w:id="1" w:author="Agrawal, Ananya SIMPL-PTIY/FBF" w:date="2023-08-28T10:29:00Z">
            <w:rPr/>
          </w:rPrChange>
        </w:rPr>
        <w:t>Scenario</w:t>
      </w:r>
      <w:del w:id="2" w:author="Agrawal, Ananya SIMPL-PTIY/FBF" w:date="2023-08-28T10:29:00Z">
        <w:r w:rsidRPr="00492172" w:rsidDel="00492172">
          <w:rPr>
            <w:rFonts w:ascii="Times New Roman" w:hAnsi="Times New Roman" w:cs="Times New Roman"/>
            <w:b/>
            <w:bCs/>
            <w:sz w:val="24"/>
            <w:szCs w:val="24"/>
            <w:rPrChange w:id="3" w:author="Agrawal, Ananya SIMPL-PTIY/FBF" w:date="2023-08-28T10:29:00Z">
              <w:rPr/>
            </w:rPrChange>
          </w:rPr>
          <w:delText>:</w:delText>
        </w:r>
      </w:del>
      <w:r w:rsidRPr="00492172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492172">
        <w:rPr>
          <w:rFonts w:ascii="Times New Roman" w:hAnsi="Times New Roman" w:cs="Times New Roman"/>
          <w:sz w:val="24"/>
          <w:szCs w:val="24"/>
        </w:rPr>
        <w:t>Streamline Solutions Inc. - Optimizing Software Deployment</w:t>
      </w:r>
    </w:p>
    <w:p w14:paraId="43AE7EDE" w14:textId="77777777" w:rsidR="00492172" w:rsidRPr="00492172" w:rsidRDefault="00492172" w:rsidP="005A1F04">
      <w:pPr>
        <w:rPr>
          <w:rFonts w:ascii="Times New Roman" w:hAnsi="Times New Roman" w:cs="Times New Roman"/>
          <w:sz w:val="24"/>
          <w:szCs w:val="24"/>
        </w:rPr>
      </w:pPr>
      <w:r w:rsidRPr="00492172">
        <w:rPr>
          <w:rFonts w:ascii="Times New Roman" w:hAnsi="Times New Roman" w:cs="Times New Roman"/>
          <w:b/>
          <w:bCs/>
          <w:sz w:val="24"/>
          <w:szCs w:val="24"/>
          <w:rPrChange w:id="4" w:author="Agrawal, Ananya SIMPL-PTIY/FBF" w:date="2023-08-28T10:29:00Z">
            <w:rPr/>
          </w:rPrChange>
        </w:rPr>
        <w:t>Problem</w:t>
      </w:r>
      <w:r w:rsidRPr="0049217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492172">
        <w:rPr>
          <w:rFonts w:ascii="Times New Roman" w:hAnsi="Times New Roman" w:cs="Times New Roman"/>
          <w:b/>
          <w:bCs/>
          <w:sz w:val="24"/>
          <w:szCs w:val="24"/>
          <w:rPrChange w:id="5" w:author="Agrawal, Ananya SIMPL-PTIY/FBF" w:date="2023-08-28T10:29:00Z">
            <w:rPr/>
          </w:rPrChange>
        </w:rPr>
        <w:t>Statement</w:t>
      </w:r>
      <w:del w:id="6" w:author="Agrawal, Ananya SIMPL-PTIY/FBF" w:date="2023-08-28T10:29:00Z">
        <w:r w:rsidRPr="00492172" w:rsidDel="00492172">
          <w:rPr>
            <w:rFonts w:ascii="Times New Roman" w:hAnsi="Times New Roman" w:cs="Times New Roman"/>
            <w:sz w:val="24"/>
            <w:szCs w:val="24"/>
          </w:rPr>
          <w:delText>:</w:delText>
        </w:r>
      </w:del>
      <w:r w:rsidRPr="00492172">
        <w:rPr>
          <w:rFonts w:ascii="Times New Roman" w:hAnsi="Times New Roman" w:cs="Times New Roman"/>
          <w:sz w:val="24"/>
          <w:szCs w:val="24"/>
        </w:rPr>
        <w:br/>
      </w:r>
      <w:r w:rsidRPr="00492172">
        <w:rPr>
          <w:rFonts w:ascii="Times New Roman" w:hAnsi="Times New Roman" w:cs="Times New Roman"/>
          <w:sz w:val="24"/>
          <w:szCs w:val="24"/>
        </w:rPr>
        <w:t xml:space="preserve">Implementing a Seamless CI/CD Workflow for a Spring Boot Application using Azure Boards, Azure, Git, Maven, Docker, </w:t>
      </w:r>
      <w:r w:rsidRPr="00492172">
        <w:rPr>
          <w:rFonts w:ascii="Times New Roman" w:hAnsi="Times New Roman" w:cs="Times New Roman"/>
          <w:sz w:val="24"/>
          <w:szCs w:val="24"/>
        </w:rPr>
        <w:t>GitHub</w:t>
      </w:r>
      <w:r w:rsidRPr="00492172">
        <w:rPr>
          <w:rFonts w:ascii="Times New Roman" w:hAnsi="Times New Roman" w:cs="Times New Roman"/>
          <w:sz w:val="24"/>
          <w:szCs w:val="24"/>
        </w:rPr>
        <w:t xml:space="preserve">, </w:t>
      </w:r>
      <w:r w:rsidRPr="00492172">
        <w:rPr>
          <w:rFonts w:ascii="Times New Roman" w:hAnsi="Times New Roman" w:cs="Times New Roman"/>
          <w:sz w:val="24"/>
          <w:szCs w:val="24"/>
        </w:rPr>
        <w:t>GitHub</w:t>
      </w:r>
      <w:r w:rsidRPr="00492172">
        <w:rPr>
          <w:rFonts w:ascii="Times New Roman" w:hAnsi="Times New Roman" w:cs="Times New Roman"/>
          <w:sz w:val="24"/>
          <w:szCs w:val="24"/>
        </w:rPr>
        <w:t xml:space="preserve"> Actions</w:t>
      </w:r>
    </w:p>
    <w:p w14:paraId="1845F041" w14:textId="77777777" w:rsidR="00492172" w:rsidRPr="00492172" w:rsidRDefault="00492172" w:rsidP="005A1F04">
      <w:pPr>
        <w:jc w:val="both"/>
        <w:rPr>
          <w:rFonts w:ascii="Times New Roman" w:hAnsi="Times New Roman" w:cs="Times New Roman"/>
          <w:sz w:val="24"/>
          <w:szCs w:val="24"/>
        </w:rPr>
      </w:pPr>
      <w:r w:rsidRPr="00492172">
        <w:rPr>
          <w:rFonts w:ascii="Times New Roman" w:hAnsi="Times New Roman" w:cs="Times New Roman"/>
          <w:b/>
          <w:bCs/>
          <w:sz w:val="24"/>
          <w:szCs w:val="24"/>
        </w:rPr>
        <w:t>Background</w:t>
      </w:r>
      <w:r w:rsidRPr="00492172">
        <w:rPr>
          <w:rFonts w:ascii="Times New Roman" w:hAnsi="Times New Roman" w:cs="Times New Roman"/>
          <w:b/>
          <w:bCs/>
          <w:sz w:val="24"/>
          <w:szCs w:val="24"/>
        </w:rPr>
        <w:br/>
      </w:r>
      <w:r w:rsidRPr="00492172">
        <w:rPr>
          <w:rFonts w:ascii="Times New Roman" w:hAnsi="Times New Roman" w:cs="Times New Roman"/>
          <w:sz w:val="24"/>
          <w:szCs w:val="24"/>
        </w:rPr>
        <w:t>Streamline Solutions Inc. is a dynamic technology company specializing in cutting-edge software solutions. The company is developing a sophisticated Java Spring Boot application designed to revolutionize user experience. To ensure a swift and error-free software deployment process, Streamline Solutions is seeking to establish an efficient Continuous Integration and Continuous Deployment (CI/CD) workflow.</w:t>
      </w:r>
    </w:p>
    <w:p w14:paraId="4E1EACC7" w14:textId="77777777" w:rsidR="00492172" w:rsidRPr="00492172" w:rsidRDefault="00492172" w:rsidP="005A1F04">
      <w:pPr>
        <w:rPr>
          <w:rFonts w:ascii="Times New Roman" w:hAnsi="Times New Roman" w:cs="Times New Roman"/>
          <w:sz w:val="24"/>
          <w:szCs w:val="24"/>
        </w:rPr>
      </w:pPr>
    </w:p>
    <w:p w14:paraId="09D72CDB" w14:textId="77777777" w:rsidR="00492172" w:rsidRPr="00492172" w:rsidRDefault="00492172" w:rsidP="005A1F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92172">
        <w:rPr>
          <w:rFonts w:ascii="Times New Roman" w:hAnsi="Times New Roman" w:cs="Times New Roman"/>
          <w:b/>
          <w:bCs/>
          <w:sz w:val="24"/>
          <w:szCs w:val="24"/>
        </w:rPr>
        <w:t>Activities</w:t>
      </w:r>
    </w:p>
    <w:p w14:paraId="1EE089E1" w14:textId="77777777" w:rsidR="00492172" w:rsidRDefault="00492172" w:rsidP="005A1F0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92172">
        <w:rPr>
          <w:rFonts w:ascii="Times New Roman" w:hAnsi="Times New Roman" w:cs="Times New Roman"/>
          <w:sz w:val="24"/>
          <w:szCs w:val="24"/>
        </w:rPr>
        <w:t>Create Project</w:t>
      </w:r>
    </w:p>
    <w:p w14:paraId="271638AF" w14:textId="77777777" w:rsidR="00492172" w:rsidRDefault="00492172" w:rsidP="005A1F04">
      <w:pPr>
        <w:rPr>
          <w:rFonts w:ascii="Times New Roman" w:hAnsi="Times New Roman" w:cs="Times New Roman"/>
          <w:sz w:val="24"/>
          <w:szCs w:val="24"/>
        </w:rPr>
      </w:pPr>
      <w:r w:rsidRPr="0049217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F36C941" wp14:editId="58F72A25">
            <wp:extent cx="5219700" cy="326231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1193" cy="326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AE7E" w14:textId="77777777" w:rsidR="00631B6E" w:rsidRPr="00492172" w:rsidRDefault="00631B6E" w:rsidP="005A1F04">
      <w:pPr>
        <w:rPr>
          <w:rFonts w:ascii="Times New Roman" w:hAnsi="Times New Roman" w:cs="Times New Roman"/>
          <w:sz w:val="24"/>
          <w:szCs w:val="24"/>
        </w:rPr>
      </w:pPr>
    </w:p>
    <w:p w14:paraId="6A09EEC9" w14:textId="69692590" w:rsidR="00A70F31" w:rsidRDefault="00492172" w:rsidP="005A1F0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92172">
        <w:rPr>
          <w:rFonts w:ascii="Times New Roman" w:hAnsi="Times New Roman" w:cs="Times New Roman"/>
          <w:sz w:val="24"/>
          <w:szCs w:val="24"/>
        </w:rPr>
        <w:t>Create Epic</w:t>
      </w:r>
    </w:p>
    <w:p w14:paraId="4B31C11C" w14:textId="166FCECB" w:rsidR="00A70F31" w:rsidRDefault="00A70F31" w:rsidP="005A1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Management</w:t>
      </w:r>
    </w:p>
    <w:p w14:paraId="29AEB015" w14:textId="35EBDC05" w:rsidR="00C73DD7" w:rsidRDefault="00A70F31" w:rsidP="005A1F04">
      <w:pPr>
        <w:rPr>
          <w:rFonts w:ascii="Times New Roman" w:hAnsi="Times New Roman" w:cs="Times New Roman"/>
          <w:sz w:val="24"/>
          <w:szCs w:val="24"/>
        </w:rPr>
      </w:pPr>
      <w:r w:rsidRPr="00A70F3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3F95190" wp14:editId="351DFE2A">
            <wp:extent cx="5943600" cy="3714750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4DC1" w14:textId="77777777" w:rsidR="005A1F04" w:rsidRDefault="005A1F04" w:rsidP="005A1F04">
      <w:pPr>
        <w:rPr>
          <w:rFonts w:ascii="Times New Roman" w:hAnsi="Times New Roman" w:cs="Times New Roman"/>
          <w:sz w:val="24"/>
          <w:szCs w:val="24"/>
        </w:rPr>
      </w:pPr>
    </w:p>
    <w:p w14:paraId="3D65F624" w14:textId="2E9F7943" w:rsidR="00C73DD7" w:rsidRPr="00A70F31" w:rsidRDefault="00C73DD7" w:rsidP="005A1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Appointment Management</w:t>
      </w:r>
      <w:r w:rsidRPr="00C73DD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38F7586" wp14:editId="54DB2E31">
            <wp:extent cx="5943600" cy="3714750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C0B4" w14:textId="77777777" w:rsidR="00492172" w:rsidRDefault="00492172" w:rsidP="005A1F0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92172">
        <w:rPr>
          <w:rFonts w:ascii="Times New Roman" w:hAnsi="Times New Roman" w:cs="Times New Roman"/>
          <w:sz w:val="24"/>
          <w:szCs w:val="24"/>
        </w:rPr>
        <w:t>Create Product Backlog</w:t>
      </w:r>
    </w:p>
    <w:p w14:paraId="56318BE8" w14:textId="70E93E30" w:rsidR="00200C86" w:rsidRPr="00200C86" w:rsidRDefault="00200C86" w:rsidP="005A1F04">
      <w:pPr>
        <w:rPr>
          <w:rFonts w:ascii="Times New Roman" w:hAnsi="Times New Roman" w:cs="Times New Roman"/>
          <w:sz w:val="24"/>
          <w:szCs w:val="24"/>
        </w:rPr>
      </w:pPr>
      <w:r w:rsidRPr="00200C8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F03A655" wp14:editId="3C9DE15A">
            <wp:extent cx="5943600" cy="3714750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B8B97" w14:textId="77777777" w:rsidR="00492172" w:rsidRDefault="00492172" w:rsidP="005A1F0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92172">
        <w:rPr>
          <w:rFonts w:ascii="Times New Roman" w:hAnsi="Times New Roman" w:cs="Times New Roman"/>
          <w:sz w:val="24"/>
          <w:szCs w:val="24"/>
        </w:rPr>
        <w:t>Create Sprint Backlog</w:t>
      </w:r>
    </w:p>
    <w:p w14:paraId="08405DB3" w14:textId="7D5DF124" w:rsidR="00341B9F" w:rsidRPr="00341B9F" w:rsidRDefault="00341B9F" w:rsidP="005A1F04">
      <w:pPr>
        <w:rPr>
          <w:rFonts w:ascii="Times New Roman" w:hAnsi="Times New Roman" w:cs="Times New Roman"/>
          <w:sz w:val="24"/>
          <w:szCs w:val="24"/>
        </w:rPr>
      </w:pPr>
      <w:r w:rsidRPr="00341B9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7F8FA13" wp14:editId="3DB0E222">
            <wp:extent cx="5943600" cy="3714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DD4C" w14:textId="77777777" w:rsidR="00492172" w:rsidRDefault="00492172" w:rsidP="005A1F0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92172">
        <w:rPr>
          <w:rFonts w:ascii="Times New Roman" w:hAnsi="Times New Roman" w:cs="Times New Roman"/>
          <w:sz w:val="24"/>
          <w:szCs w:val="24"/>
        </w:rPr>
        <w:t>Create User Stories</w:t>
      </w:r>
    </w:p>
    <w:p w14:paraId="11CD128D" w14:textId="0F1B44AB" w:rsidR="00487D62" w:rsidRDefault="00487D62" w:rsidP="005A1F04">
      <w:pPr>
        <w:rPr>
          <w:rFonts w:ascii="Times New Roman" w:hAnsi="Times New Roman" w:cs="Times New Roman"/>
          <w:sz w:val="24"/>
          <w:szCs w:val="24"/>
        </w:rPr>
      </w:pPr>
      <w:r w:rsidRPr="00487D6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26080C" wp14:editId="2FD41DD3">
            <wp:extent cx="5943600" cy="371475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BF66" w14:textId="72AC26AD" w:rsidR="00673690" w:rsidRPr="00487D62" w:rsidRDefault="00673690" w:rsidP="005A1F04">
      <w:pPr>
        <w:rPr>
          <w:rFonts w:ascii="Times New Roman" w:hAnsi="Times New Roman" w:cs="Times New Roman"/>
          <w:sz w:val="24"/>
          <w:szCs w:val="24"/>
        </w:rPr>
      </w:pPr>
      <w:r w:rsidRPr="0067369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154AD0A" wp14:editId="6665ED4F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845B" w14:textId="77777777" w:rsidR="00492172" w:rsidRDefault="00492172" w:rsidP="005A1F0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92172">
        <w:rPr>
          <w:rFonts w:ascii="Times New Roman" w:hAnsi="Times New Roman" w:cs="Times New Roman"/>
          <w:sz w:val="24"/>
          <w:szCs w:val="24"/>
        </w:rPr>
        <w:t>Create Tasks</w:t>
      </w:r>
    </w:p>
    <w:p w14:paraId="52A0A8D7" w14:textId="1B19E5D7" w:rsidR="00801181" w:rsidRDefault="00801181" w:rsidP="005A1F04">
      <w:pPr>
        <w:rPr>
          <w:rFonts w:ascii="Times New Roman" w:hAnsi="Times New Roman" w:cs="Times New Roman"/>
          <w:sz w:val="24"/>
          <w:szCs w:val="24"/>
        </w:rPr>
      </w:pPr>
      <w:r w:rsidRPr="0080118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B9321D3" wp14:editId="29097B2C">
            <wp:extent cx="5943600" cy="3714750"/>
            <wp:effectExtent l="0" t="0" r="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D7CB" w14:textId="42C22045" w:rsidR="00801181" w:rsidRPr="00801181" w:rsidRDefault="00801181" w:rsidP="005A1F04">
      <w:pPr>
        <w:rPr>
          <w:rFonts w:ascii="Times New Roman" w:hAnsi="Times New Roman" w:cs="Times New Roman"/>
          <w:sz w:val="24"/>
          <w:szCs w:val="24"/>
        </w:rPr>
      </w:pPr>
      <w:r w:rsidRPr="0080118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C5CE117" wp14:editId="18DE02D0">
            <wp:extent cx="5943600" cy="371475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3F12" w14:textId="77777777" w:rsidR="00492172" w:rsidRDefault="00492172" w:rsidP="005A1F0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92172">
        <w:rPr>
          <w:rFonts w:ascii="Times New Roman" w:hAnsi="Times New Roman" w:cs="Times New Roman"/>
          <w:sz w:val="24"/>
          <w:szCs w:val="24"/>
        </w:rPr>
        <w:t>Create Test Cases</w:t>
      </w:r>
    </w:p>
    <w:p w14:paraId="7EACEE6C" w14:textId="5BB505FF" w:rsidR="00121CEA" w:rsidRDefault="00264EB2" w:rsidP="00264EB2">
      <w:pPr>
        <w:rPr>
          <w:rFonts w:ascii="Times New Roman" w:hAnsi="Times New Roman" w:cs="Times New Roman"/>
          <w:sz w:val="24"/>
          <w:szCs w:val="24"/>
        </w:rPr>
      </w:pPr>
      <w:r w:rsidRPr="00264EB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D9ADB3" wp14:editId="20E961AE">
            <wp:extent cx="3551228" cy="5845047"/>
            <wp:effectExtent l="0" t="0" r="0" b="3810"/>
            <wp:docPr id="50" name="Picture 5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1228" cy="584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FA47" w14:textId="77777777" w:rsidR="00121CEA" w:rsidRDefault="00121CE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64EE507" w14:textId="77777777" w:rsidR="00264EB2" w:rsidRPr="00264EB2" w:rsidRDefault="00264EB2" w:rsidP="00264EB2">
      <w:pPr>
        <w:rPr>
          <w:rFonts w:ascii="Times New Roman" w:hAnsi="Times New Roman" w:cs="Times New Roman"/>
          <w:sz w:val="24"/>
          <w:szCs w:val="24"/>
        </w:rPr>
      </w:pPr>
    </w:p>
    <w:p w14:paraId="740E6F3A" w14:textId="77777777" w:rsidR="00492172" w:rsidRDefault="00492172" w:rsidP="005A1F0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92172">
        <w:rPr>
          <w:rFonts w:ascii="Times New Roman" w:hAnsi="Times New Roman" w:cs="Times New Roman"/>
          <w:sz w:val="24"/>
          <w:szCs w:val="24"/>
        </w:rPr>
        <w:t>Create Defects</w:t>
      </w:r>
    </w:p>
    <w:p w14:paraId="49C074B4" w14:textId="482FCD76" w:rsidR="002711CD" w:rsidRPr="002711CD" w:rsidRDefault="002711CD" w:rsidP="002711CD">
      <w:pPr>
        <w:rPr>
          <w:rFonts w:ascii="Times New Roman" w:hAnsi="Times New Roman" w:cs="Times New Roman"/>
          <w:sz w:val="24"/>
          <w:szCs w:val="24"/>
        </w:rPr>
      </w:pPr>
      <w:r w:rsidRPr="002711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CEA0D18" wp14:editId="073C3A57">
            <wp:extent cx="5943600" cy="3714750"/>
            <wp:effectExtent l="0" t="0" r="0" b="0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EE2B" w14:textId="4ED7DDDD" w:rsidR="000709CB" w:rsidRDefault="000709CB" w:rsidP="005A1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A675115" w14:textId="13E97504" w:rsidR="00492172" w:rsidRDefault="000709CB" w:rsidP="005A1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Creating VM</w:t>
      </w:r>
    </w:p>
    <w:p w14:paraId="1DE5CF8D" w14:textId="057A0E7B" w:rsidR="000709CB" w:rsidRDefault="008C304F" w:rsidP="005A1F04">
      <w:pPr>
        <w:rPr>
          <w:rFonts w:ascii="Times New Roman" w:hAnsi="Times New Roman" w:cs="Times New Roman"/>
          <w:sz w:val="24"/>
          <w:szCs w:val="24"/>
        </w:rPr>
      </w:pPr>
      <w:r w:rsidRPr="008C304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8A3038" wp14:editId="76CE59ED">
            <wp:extent cx="5943600" cy="3714750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1021" w14:textId="77777777" w:rsidR="00AB4F8F" w:rsidRDefault="00402BCD" w:rsidP="005A1F04">
      <w:pPr>
        <w:rPr>
          <w:rFonts w:ascii="Times New Roman" w:hAnsi="Times New Roman" w:cs="Times New Roman"/>
          <w:sz w:val="24"/>
          <w:szCs w:val="24"/>
        </w:rPr>
      </w:pPr>
      <w:r w:rsidRPr="00402BC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6C002DB" wp14:editId="2B8E92F4">
            <wp:extent cx="5943600" cy="3714750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C58D9" w14:textId="76393264" w:rsidR="00402BCD" w:rsidRDefault="0054249E" w:rsidP="005A1F04">
      <w:pPr>
        <w:rPr>
          <w:rFonts w:ascii="Times New Roman" w:hAnsi="Times New Roman" w:cs="Times New Roman"/>
          <w:sz w:val="24"/>
          <w:szCs w:val="24"/>
        </w:rPr>
      </w:pPr>
      <w:r w:rsidRPr="0054249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4CC6A9A" wp14:editId="7DDB728F">
            <wp:extent cx="5943600" cy="371475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F43" w:rsidRPr="00810F4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20B6409" wp14:editId="34C732D8">
            <wp:extent cx="5943600" cy="371475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6F6" w:rsidRPr="005736F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4D096B9" wp14:editId="7C8E53AB">
            <wp:extent cx="5943600" cy="371475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79A" w:rsidRPr="00F8579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E5117CF" wp14:editId="017651F7">
            <wp:extent cx="5943600" cy="371475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AE67" w14:textId="77777777" w:rsidR="001357E4" w:rsidRDefault="001357E4" w:rsidP="005A1F04">
      <w:pPr>
        <w:rPr>
          <w:rFonts w:ascii="Segoe UI" w:hAnsi="Segoe UI" w:cs="Segoe UI"/>
          <w:color w:val="212529"/>
          <w:shd w:val="clear" w:color="auto" w:fill="FFFFFF"/>
        </w:rPr>
      </w:pPr>
    </w:p>
    <w:p w14:paraId="63756CCF" w14:textId="75B35897" w:rsidR="001357E4" w:rsidRDefault="000276C0" w:rsidP="005A1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Connecting to VM via SSH</w:t>
      </w:r>
      <w:r w:rsidR="001357E4" w:rsidRPr="001357E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421A98B" wp14:editId="70A89BB4">
            <wp:extent cx="5943600" cy="371475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99596" w14:textId="438BFC87" w:rsidR="00E86185" w:rsidRDefault="00E86185" w:rsidP="005A1F04">
      <w:pPr>
        <w:rPr>
          <w:rFonts w:ascii="Times New Roman" w:hAnsi="Times New Roman" w:cs="Times New Roman"/>
          <w:sz w:val="24"/>
          <w:szCs w:val="24"/>
        </w:rPr>
      </w:pPr>
      <w:r w:rsidRPr="00E8618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C63B290" wp14:editId="01B8F9FF">
            <wp:extent cx="3169920" cy="303449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73834" cy="303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B52B" w14:textId="6BF2EB68" w:rsidR="00A36810" w:rsidRDefault="00A36810" w:rsidP="005A1F04">
      <w:pPr>
        <w:rPr>
          <w:rFonts w:ascii="Times New Roman" w:hAnsi="Times New Roman" w:cs="Times New Roman"/>
          <w:sz w:val="24"/>
          <w:szCs w:val="24"/>
        </w:rPr>
      </w:pPr>
      <w:r w:rsidRPr="00A3681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13DE4A6" wp14:editId="0D4F9E33">
            <wp:extent cx="5943600" cy="3380105"/>
            <wp:effectExtent l="0" t="0" r="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7CDA3" w14:textId="0FEAC90A" w:rsidR="0056550B" w:rsidRDefault="0056550B" w:rsidP="005A1F04">
      <w:pPr>
        <w:rPr>
          <w:rFonts w:ascii="Times New Roman" w:hAnsi="Times New Roman" w:cs="Times New Roman"/>
          <w:sz w:val="24"/>
          <w:szCs w:val="24"/>
        </w:rPr>
      </w:pPr>
      <w:r w:rsidRPr="0056550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33DDDA" wp14:editId="4D4E338B">
            <wp:extent cx="5943600" cy="1398270"/>
            <wp:effectExtent l="0" t="0" r="0" b="0"/>
            <wp:docPr id="19" name="Picture 1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3A2" w:rsidRPr="00F603A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D2F4B4A" wp14:editId="65CBC005">
            <wp:extent cx="5943600" cy="21431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E796" w14:textId="77777777" w:rsidR="00914F99" w:rsidRDefault="00914F99" w:rsidP="005A1F04">
      <w:pPr>
        <w:rPr>
          <w:rFonts w:ascii="Times New Roman" w:hAnsi="Times New Roman" w:cs="Times New Roman"/>
          <w:sz w:val="24"/>
          <w:szCs w:val="24"/>
        </w:rPr>
      </w:pPr>
    </w:p>
    <w:p w14:paraId="627E3CEA" w14:textId="77777777" w:rsidR="00DF27B6" w:rsidRDefault="00DF27B6" w:rsidP="005A1F04">
      <w:pPr>
        <w:rPr>
          <w:rFonts w:ascii="Times New Roman" w:hAnsi="Times New Roman" w:cs="Times New Roman"/>
          <w:sz w:val="24"/>
          <w:szCs w:val="24"/>
        </w:rPr>
      </w:pPr>
    </w:p>
    <w:p w14:paraId="62F6181C" w14:textId="77777777" w:rsidR="00DF27B6" w:rsidRDefault="00DF27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90B7917" w14:textId="36B543C8" w:rsidR="00914F99" w:rsidRDefault="00914F99" w:rsidP="005A1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Install Docker</w:t>
      </w:r>
    </w:p>
    <w:p w14:paraId="6FB1B8A1" w14:textId="77777777" w:rsidR="004E2972" w:rsidRPr="00DF27B6" w:rsidRDefault="004E2972" w:rsidP="005A1F04">
      <w:pPr>
        <w:rPr>
          <w:rFonts w:ascii="Courier New" w:hAnsi="Courier New" w:cs="Courier New"/>
          <w:sz w:val="24"/>
          <w:szCs w:val="24"/>
        </w:rPr>
      </w:pPr>
      <w:r w:rsidRPr="00DF27B6">
        <w:rPr>
          <w:rFonts w:ascii="Courier New" w:hAnsi="Courier New" w:cs="Courier New"/>
          <w:sz w:val="24"/>
          <w:szCs w:val="24"/>
        </w:rPr>
        <w:t>sudo apt update</w:t>
      </w:r>
    </w:p>
    <w:p w14:paraId="1A2D00BE" w14:textId="04774C2B" w:rsidR="004E2972" w:rsidRPr="00DF27B6" w:rsidRDefault="004E2972" w:rsidP="005A1F04">
      <w:pPr>
        <w:rPr>
          <w:rFonts w:ascii="Courier New" w:hAnsi="Courier New" w:cs="Courier New"/>
          <w:sz w:val="24"/>
          <w:szCs w:val="24"/>
        </w:rPr>
      </w:pPr>
      <w:r w:rsidRPr="00DF27B6">
        <w:rPr>
          <w:rFonts w:ascii="Courier New" w:hAnsi="Courier New" w:cs="Courier New"/>
          <w:sz w:val="24"/>
          <w:szCs w:val="24"/>
        </w:rPr>
        <w:t>sudo apt install apt-transport-https ca-certificates curl software-properties-common</w:t>
      </w:r>
    </w:p>
    <w:p w14:paraId="7BF74655" w14:textId="71D0EE92" w:rsidR="00996F79" w:rsidRPr="00DF27B6" w:rsidRDefault="00996F79" w:rsidP="005A1F04">
      <w:pPr>
        <w:rPr>
          <w:rFonts w:ascii="Courier New" w:hAnsi="Courier New" w:cs="Courier New"/>
          <w:sz w:val="24"/>
          <w:szCs w:val="24"/>
        </w:rPr>
      </w:pPr>
      <w:r w:rsidRPr="00DF27B6">
        <w:rPr>
          <w:rFonts w:ascii="Courier New" w:hAnsi="Courier New" w:cs="Courier New"/>
          <w:sz w:val="24"/>
          <w:szCs w:val="24"/>
        </w:rPr>
        <w:t xml:space="preserve">curl -fsSL https://download.docker.com/linux/ubuntu/gpg | sudo apt-key add </w:t>
      </w:r>
      <w:r w:rsidRPr="00DF27B6">
        <w:rPr>
          <w:rFonts w:ascii="Courier New" w:hAnsi="Courier New" w:cs="Courier New"/>
          <w:sz w:val="24"/>
          <w:szCs w:val="24"/>
        </w:rPr>
        <w:t>–</w:t>
      </w:r>
    </w:p>
    <w:p w14:paraId="07894CFB" w14:textId="48F86C89" w:rsidR="00996F79" w:rsidRPr="00DF27B6" w:rsidRDefault="00996F79" w:rsidP="005A1F04">
      <w:pPr>
        <w:rPr>
          <w:rFonts w:ascii="Courier New" w:hAnsi="Courier New" w:cs="Courier New"/>
          <w:sz w:val="24"/>
          <w:szCs w:val="24"/>
        </w:rPr>
      </w:pPr>
      <w:r w:rsidRPr="00DF27B6">
        <w:rPr>
          <w:rFonts w:ascii="Courier New" w:hAnsi="Courier New" w:cs="Courier New"/>
          <w:sz w:val="24"/>
          <w:szCs w:val="24"/>
        </w:rPr>
        <w:t>sudo add-apt-repository "deb [arch=amd64] https://download.docker.com/linux/ubuntu focal stable"</w:t>
      </w:r>
    </w:p>
    <w:p w14:paraId="023BD4BB" w14:textId="73BB911E" w:rsidR="00B05EA2" w:rsidRPr="00DF27B6" w:rsidRDefault="00B05EA2" w:rsidP="005A1F04">
      <w:pPr>
        <w:rPr>
          <w:rFonts w:ascii="Courier New" w:hAnsi="Courier New" w:cs="Courier New"/>
          <w:sz w:val="24"/>
          <w:szCs w:val="24"/>
        </w:rPr>
      </w:pPr>
      <w:r w:rsidRPr="00DF27B6">
        <w:rPr>
          <w:rFonts w:ascii="Courier New" w:hAnsi="Courier New" w:cs="Courier New"/>
          <w:sz w:val="24"/>
          <w:szCs w:val="24"/>
        </w:rPr>
        <w:t>apt-cache policy docker-ce</w:t>
      </w:r>
    </w:p>
    <w:p w14:paraId="437AD170" w14:textId="270FCEE9" w:rsidR="00D03506" w:rsidRPr="00DF27B6" w:rsidRDefault="00D03506" w:rsidP="005A1F04">
      <w:pPr>
        <w:rPr>
          <w:rFonts w:ascii="Courier New" w:hAnsi="Courier New" w:cs="Courier New"/>
          <w:sz w:val="24"/>
          <w:szCs w:val="24"/>
        </w:rPr>
      </w:pPr>
      <w:r w:rsidRPr="00DF27B6">
        <w:rPr>
          <w:rFonts w:ascii="Courier New" w:hAnsi="Courier New" w:cs="Courier New"/>
          <w:sz w:val="24"/>
          <w:szCs w:val="24"/>
        </w:rPr>
        <w:t>sudo apt install docker-ce</w:t>
      </w:r>
    </w:p>
    <w:p w14:paraId="0F88B9B7" w14:textId="0F512BB7" w:rsidR="00D03506" w:rsidRPr="00DF27B6" w:rsidRDefault="00D03506" w:rsidP="005A1F04">
      <w:pPr>
        <w:rPr>
          <w:rFonts w:ascii="Courier New" w:hAnsi="Courier New" w:cs="Courier New"/>
          <w:sz w:val="24"/>
          <w:szCs w:val="24"/>
        </w:rPr>
      </w:pPr>
      <w:r w:rsidRPr="00DF27B6">
        <w:rPr>
          <w:rFonts w:ascii="Courier New" w:hAnsi="Courier New" w:cs="Courier New"/>
          <w:sz w:val="24"/>
          <w:szCs w:val="24"/>
        </w:rPr>
        <w:t>sudo systemctl status docker</w:t>
      </w:r>
    </w:p>
    <w:p w14:paraId="02051BE1" w14:textId="179E600D" w:rsidR="00C0541B" w:rsidRPr="00DF27B6" w:rsidRDefault="00C0541B" w:rsidP="005A1F04">
      <w:pPr>
        <w:rPr>
          <w:rFonts w:ascii="Courier New" w:hAnsi="Courier New" w:cs="Courier New"/>
          <w:sz w:val="24"/>
          <w:szCs w:val="24"/>
        </w:rPr>
      </w:pPr>
      <w:r w:rsidRPr="00DF27B6">
        <w:rPr>
          <w:rFonts w:ascii="Courier New" w:hAnsi="Courier New" w:cs="Courier New"/>
          <w:sz w:val="24"/>
          <w:szCs w:val="24"/>
        </w:rPr>
        <w:t>docker</w:t>
      </w:r>
    </w:p>
    <w:p w14:paraId="47A78136" w14:textId="70EE25AD" w:rsidR="00786C4C" w:rsidRPr="00DF27B6" w:rsidRDefault="00786C4C" w:rsidP="005A1F04">
      <w:pPr>
        <w:rPr>
          <w:rFonts w:ascii="Courier New" w:hAnsi="Courier New" w:cs="Courier New"/>
          <w:sz w:val="24"/>
          <w:szCs w:val="24"/>
        </w:rPr>
      </w:pPr>
      <w:r w:rsidRPr="00DF27B6">
        <w:rPr>
          <w:rFonts w:ascii="Courier New" w:hAnsi="Courier New" w:cs="Courier New"/>
          <w:sz w:val="24"/>
          <w:szCs w:val="24"/>
        </w:rPr>
        <w:t>docker run hello-world</w:t>
      </w:r>
    </w:p>
    <w:p w14:paraId="4B288B96" w14:textId="6BAA695A" w:rsidR="00914F99" w:rsidRDefault="00914F99" w:rsidP="005A1F04">
      <w:pPr>
        <w:rPr>
          <w:rFonts w:ascii="Times New Roman" w:hAnsi="Times New Roman" w:cs="Times New Roman"/>
          <w:sz w:val="24"/>
          <w:szCs w:val="24"/>
        </w:rPr>
      </w:pPr>
      <w:r w:rsidRPr="00914F9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3988701" wp14:editId="6D460013">
            <wp:extent cx="5943600" cy="2195195"/>
            <wp:effectExtent l="0" t="0" r="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580F" w14:textId="1947835C" w:rsidR="001E7C7C" w:rsidRDefault="001E7C7C" w:rsidP="005A1F04">
      <w:pPr>
        <w:rPr>
          <w:rFonts w:ascii="Times New Roman" w:hAnsi="Times New Roman" w:cs="Times New Roman"/>
          <w:sz w:val="24"/>
          <w:szCs w:val="24"/>
        </w:rPr>
      </w:pPr>
      <w:r w:rsidRPr="001E7C7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870DE7" wp14:editId="6C19C9F3">
            <wp:extent cx="5943600" cy="2753995"/>
            <wp:effectExtent l="0" t="0" r="0" b="8255"/>
            <wp:docPr id="25" name="Picture 2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E0DD" w14:textId="743B5884" w:rsidR="00EF4E10" w:rsidRDefault="00EF4E10" w:rsidP="005A1F04">
      <w:pPr>
        <w:rPr>
          <w:rFonts w:ascii="Times New Roman" w:hAnsi="Times New Roman" w:cs="Times New Roman"/>
          <w:sz w:val="24"/>
          <w:szCs w:val="24"/>
        </w:rPr>
      </w:pPr>
      <w:r w:rsidRPr="00EF4E1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BFBB10" wp14:editId="0FC36278">
            <wp:extent cx="5943600" cy="1570990"/>
            <wp:effectExtent l="0" t="0" r="0" b="0"/>
            <wp:docPr id="26" name="Picture 26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black screen with white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AA89" w14:textId="624FAD33" w:rsidR="00CC42C2" w:rsidRDefault="00CC42C2" w:rsidP="005A1F04">
      <w:pPr>
        <w:rPr>
          <w:rFonts w:ascii="Times New Roman" w:hAnsi="Times New Roman" w:cs="Times New Roman"/>
          <w:sz w:val="24"/>
          <w:szCs w:val="24"/>
        </w:rPr>
      </w:pPr>
      <w:r w:rsidRPr="00CC42C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5B466A7" wp14:editId="2AA213B7">
            <wp:extent cx="5943600" cy="2531110"/>
            <wp:effectExtent l="0" t="0" r="0" b="2540"/>
            <wp:docPr id="27" name="Picture 2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AB42" w14:textId="6919EF95" w:rsidR="006128D2" w:rsidRDefault="006128D2" w:rsidP="005A1F04">
      <w:pPr>
        <w:rPr>
          <w:rFonts w:ascii="Times New Roman" w:hAnsi="Times New Roman" w:cs="Times New Roman"/>
          <w:sz w:val="24"/>
          <w:szCs w:val="24"/>
        </w:rPr>
      </w:pPr>
      <w:r w:rsidRPr="006128D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091414" wp14:editId="2E53FACA">
            <wp:extent cx="5845047" cy="4602879"/>
            <wp:effectExtent l="0" t="0" r="3810" b="762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460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E536" w14:textId="6AB07744" w:rsidR="00786C4C" w:rsidRDefault="00786C4C" w:rsidP="005A1F04">
      <w:pPr>
        <w:rPr>
          <w:rFonts w:ascii="Times New Roman" w:hAnsi="Times New Roman" w:cs="Times New Roman"/>
          <w:sz w:val="24"/>
          <w:szCs w:val="24"/>
        </w:rPr>
      </w:pPr>
      <w:r w:rsidRPr="00786C4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EDC61A5" wp14:editId="169F7D8E">
            <wp:extent cx="5943600" cy="2553970"/>
            <wp:effectExtent l="0" t="0" r="0" b="0"/>
            <wp:docPr id="29" name="Picture 2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9AE1" w14:textId="77777777" w:rsidR="00E07D37" w:rsidRDefault="00E07D37" w:rsidP="005A1F04">
      <w:pPr>
        <w:rPr>
          <w:rFonts w:ascii="Times New Roman" w:hAnsi="Times New Roman" w:cs="Times New Roman"/>
          <w:sz w:val="24"/>
          <w:szCs w:val="24"/>
        </w:rPr>
      </w:pPr>
    </w:p>
    <w:p w14:paraId="28EEB462" w14:textId="77777777" w:rsidR="00D2215B" w:rsidRDefault="00D2215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EBE31E0" w14:textId="7E65F82C" w:rsidR="00E07D37" w:rsidRDefault="00E07D37" w:rsidP="005A1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Clone Repository</w:t>
      </w:r>
    </w:p>
    <w:p w14:paraId="3087375B" w14:textId="03C5A3A9" w:rsidR="00E07D37" w:rsidRDefault="00E07D37" w:rsidP="005A1F04">
      <w:pPr>
        <w:rPr>
          <w:rFonts w:ascii="Times New Roman" w:hAnsi="Times New Roman" w:cs="Times New Roman"/>
          <w:sz w:val="24"/>
          <w:szCs w:val="24"/>
        </w:rPr>
      </w:pPr>
      <w:r w:rsidRPr="00E07D3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244F2E" wp14:editId="3151E0FF">
            <wp:extent cx="5943600" cy="1532255"/>
            <wp:effectExtent l="0" t="0" r="0" b="0"/>
            <wp:docPr id="30" name="Picture 30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computer screen shot of a black scree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9119" w14:textId="77777777" w:rsidR="002F4399" w:rsidRDefault="002F4399" w:rsidP="005A1F04">
      <w:pPr>
        <w:rPr>
          <w:rFonts w:ascii="Times New Roman" w:hAnsi="Times New Roman" w:cs="Times New Roman"/>
          <w:sz w:val="24"/>
          <w:szCs w:val="24"/>
        </w:rPr>
      </w:pPr>
    </w:p>
    <w:p w14:paraId="5893D291" w14:textId="5EA8CD2F" w:rsidR="002F4399" w:rsidRDefault="002F4399" w:rsidP="005A1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Installing Maven</w:t>
      </w:r>
      <w:r w:rsidR="00586830">
        <w:rPr>
          <w:rFonts w:ascii="Times New Roman" w:hAnsi="Times New Roman" w:cs="Times New Roman"/>
          <w:sz w:val="24"/>
          <w:szCs w:val="24"/>
        </w:rPr>
        <w:t xml:space="preserve"> and  </w:t>
      </w:r>
      <w:r w:rsidR="007412FB">
        <w:rPr>
          <w:rFonts w:ascii="Times New Roman" w:hAnsi="Times New Roman" w:cs="Times New Roman"/>
          <w:sz w:val="24"/>
          <w:szCs w:val="24"/>
        </w:rPr>
        <w:t>Building App</w:t>
      </w:r>
    </w:p>
    <w:p w14:paraId="22A17C09" w14:textId="24526C4D" w:rsidR="007412FB" w:rsidRPr="00586830" w:rsidRDefault="007412FB" w:rsidP="005A1F04">
      <w:pPr>
        <w:rPr>
          <w:rFonts w:ascii="Courier New" w:hAnsi="Courier New" w:cs="Courier New"/>
          <w:sz w:val="24"/>
          <w:szCs w:val="24"/>
        </w:rPr>
      </w:pPr>
      <w:r w:rsidRPr="00586830">
        <w:rPr>
          <w:rFonts w:ascii="Courier New" w:hAnsi="Courier New" w:cs="Courier New"/>
          <w:sz w:val="24"/>
          <w:szCs w:val="24"/>
        </w:rPr>
        <w:t>mvn install -DskipTests</w:t>
      </w:r>
    </w:p>
    <w:p w14:paraId="35B6FEEF" w14:textId="77777777" w:rsidR="007412FB" w:rsidRDefault="007412FB" w:rsidP="005A1F04">
      <w:pPr>
        <w:rPr>
          <w:rFonts w:ascii="Times New Roman" w:hAnsi="Times New Roman" w:cs="Times New Roman"/>
          <w:sz w:val="24"/>
          <w:szCs w:val="24"/>
        </w:rPr>
      </w:pPr>
    </w:p>
    <w:p w14:paraId="40910F9B" w14:textId="386EDD4D" w:rsidR="007412FB" w:rsidRDefault="007412FB" w:rsidP="005A1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Running App</w:t>
      </w:r>
    </w:p>
    <w:p w14:paraId="20BD4226" w14:textId="7A87CD9E" w:rsidR="007412FB" w:rsidRPr="00586830" w:rsidRDefault="0034387A" w:rsidP="005A1F04">
      <w:pPr>
        <w:rPr>
          <w:rFonts w:ascii="Courier New" w:hAnsi="Courier New" w:cs="Courier New"/>
          <w:sz w:val="24"/>
          <w:szCs w:val="24"/>
        </w:rPr>
      </w:pPr>
      <w:r w:rsidRPr="00586830">
        <w:rPr>
          <w:rFonts w:ascii="Courier New" w:hAnsi="Courier New" w:cs="Courier New"/>
          <w:sz w:val="24"/>
          <w:szCs w:val="24"/>
        </w:rPr>
        <w:t>j</w:t>
      </w:r>
      <w:r w:rsidR="007412FB" w:rsidRPr="00586830">
        <w:rPr>
          <w:rFonts w:ascii="Courier New" w:hAnsi="Courier New" w:cs="Courier New"/>
          <w:sz w:val="24"/>
          <w:szCs w:val="24"/>
        </w:rPr>
        <w:t xml:space="preserve">ava -jar </w:t>
      </w:r>
      <w:r w:rsidR="00D32C76" w:rsidRPr="00586830">
        <w:rPr>
          <w:rFonts w:ascii="Courier New" w:hAnsi="Courier New" w:cs="Courier New"/>
          <w:sz w:val="24"/>
          <w:szCs w:val="24"/>
        </w:rPr>
        <w:t>target/</w:t>
      </w:r>
      <w:r w:rsidR="00D32C76" w:rsidRPr="00586830">
        <w:rPr>
          <w:rFonts w:ascii="Courier New" w:hAnsi="Courier New" w:cs="Courier New"/>
          <w:sz w:val="24"/>
          <w:szCs w:val="24"/>
        </w:rPr>
        <w:t>spring-petclinic-3.1.0-SNAPSHOT.jar</w:t>
      </w:r>
    </w:p>
    <w:p w14:paraId="3BA0BEAD" w14:textId="561639D5" w:rsidR="007412FB" w:rsidRDefault="007412FB" w:rsidP="005A1F04">
      <w:pPr>
        <w:rPr>
          <w:rFonts w:ascii="Times New Roman" w:hAnsi="Times New Roman" w:cs="Times New Roman"/>
          <w:sz w:val="24"/>
          <w:szCs w:val="24"/>
        </w:rPr>
      </w:pPr>
      <w:r w:rsidRPr="007412F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DB58F6D" wp14:editId="6C77B3D7">
            <wp:extent cx="5943600" cy="2571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A85C" w14:textId="33097EC8" w:rsidR="00F67F31" w:rsidRDefault="00A6610B" w:rsidP="005A1F04">
      <w:pPr>
        <w:rPr>
          <w:rFonts w:ascii="Times New Roman" w:hAnsi="Times New Roman" w:cs="Times New Roman"/>
          <w:sz w:val="24"/>
          <w:szCs w:val="24"/>
        </w:rPr>
      </w:pPr>
      <w:r w:rsidRPr="00A6610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E5181B8" wp14:editId="7DAD2734">
            <wp:extent cx="5943600" cy="2927350"/>
            <wp:effectExtent l="0" t="0" r="0" b="6350"/>
            <wp:docPr id="35" name="Picture 3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8788" w14:textId="31580411" w:rsidR="00275185" w:rsidRDefault="00275185" w:rsidP="005A1F04">
      <w:pPr>
        <w:rPr>
          <w:rFonts w:ascii="Times New Roman" w:hAnsi="Times New Roman" w:cs="Times New Roman"/>
          <w:sz w:val="24"/>
          <w:szCs w:val="24"/>
        </w:rPr>
      </w:pPr>
      <w:r w:rsidRPr="0027518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8A0DFC9" wp14:editId="14446F1F">
            <wp:extent cx="5943600" cy="2566035"/>
            <wp:effectExtent l="0" t="0" r="0" b="571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76A8" w14:textId="77777777" w:rsidR="007D53DB" w:rsidRDefault="007D53DB" w:rsidP="005A1F04">
      <w:pPr>
        <w:rPr>
          <w:rFonts w:ascii="Times New Roman" w:hAnsi="Times New Roman" w:cs="Times New Roman"/>
          <w:sz w:val="24"/>
          <w:szCs w:val="24"/>
        </w:rPr>
      </w:pPr>
    </w:p>
    <w:p w14:paraId="0151611F" w14:textId="77777777" w:rsidR="005A78C8" w:rsidRDefault="005A78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ACE9EB5" w14:textId="1FC91C5A" w:rsidR="007D53DB" w:rsidRDefault="007D53DB" w:rsidP="005A1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Feature (</w:t>
      </w:r>
      <w:r w:rsidR="005A78C8">
        <w:rPr>
          <w:rFonts w:ascii="Times New Roman" w:hAnsi="Times New Roman" w:cs="Times New Roman"/>
          <w:sz w:val="24"/>
          <w:szCs w:val="24"/>
        </w:rPr>
        <w:t>my n</w:t>
      </w:r>
      <w:r>
        <w:rPr>
          <w:rFonts w:ascii="Times New Roman" w:hAnsi="Times New Roman" w:cs="Times New Roman"/>
          <w:sz w:val="24"/>
          <w:szCs w:val="24"/>
        </w:rPr>
        <w:t>ame)</w:t>
      </w:r>
    </w:p>
    <w:p w14:paraId="0655D637" w14:textId="2E22D68B" w:rsidR="00CC1FC8" w:rsidRDefault="00B81E29" w:rsidP="005A1F04">
      <w:pPr>
        <w:rPr>
          <w:rFonts w:ascii="Times New Roman" w:hAnsi="Times New Roman" w:cs="Times New Roman"/>
          <w:sz w:val="24"/>
          <w:szCs w:val="24"/>
        </w:rPr>
      </w:pPr>
      <w:r w:rsidRPr="00B81E2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8157BB5" wp14:editId="628E96C5">
            <wp:extent cx="5943600" cy="2732405"/>
            <wp:effectExtent l="0" t="0" r="0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1E2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98D6871" wp14:editId="40749BB9">
            <wp:extent cx="5943600" cy="1435100"/>
            <wp:effectExtent l="0" t="0" r="0" b="0"/>
            <wp:docPr id="38" name="Picture 3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457D" w14:textId="77777777" w:rsidR="00305C6D" w:rsidRDefault="00305C6D" w:rsidP="005A1F04">
      <w:pPr>
        <w:rPr>
          <w:rFonts w:ascii="Times New Roman" w:hAnsi="Times New Roman" w:cs="Times New Roman"/>
          <w:sz w:val="24"/>
          <w:szCs w:val="24"/>
        </w:rPr>
      </w:pPr>
    </w:p>
    <w:p w14:paraId="20A09BDD" w14:textId="09D74DAB" w:rsidR="00305C6D" w:rsidRDefault="00305C6D" w:rsidP="005A1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Build Docker container</w:t>
      </w:r>
    </w:p>
    <w:p w14:paraId="4385FBC6" w14:textId="6F73B18B" w:rsidR="00305C6D" w:rsidRDefault="001B0246" w:rsidP="005A1F04">
      <w:pPr>
        <w:rPr>
          <w:rFonts w:ascii="Times New Roman" w:hAnsi="Times New Roman" w:cs="Times New Roman"/>
          <w:sz w:val="24"/>
          <w:szCs w:val="24"/>
        </w:rPr>
      </w:pPr>
      <w:r w:rsidRPr="001B024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46F0F45" wp14:editId="2378D00E">
            <wp:extent cx="5943600" cy="25222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50E17" w14:textId="77777777" w:rsidR="00D37474" w:rsidRDefault="00D37474" w:rsidP="005A1F04">
      <w:pPr>
        <w:rPr>
          <w:rFonts w:ascii="Times New Roman" w:hAnsi="Times New Roman" w:cs="Times New Roman"/>
          <w:sz w:val="24"/>
          <w:szCs w:val="24"/>
        </w:rPr>
      </w:pPr>
    </w:p>
    <w:p w14:paraId="4606808E" w14:textId="421FC565" w:rsidR="00D37474" w:rsidRDefault="00D37474" w:rsidP="005A1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 in to Docker Hub</w:t>
      </w:r>
    </w:p>
    <w:p w14:paraId="2D830999" w14:textId="352AC55E" w:rsidR="00D37474" w:rsidRDefault="00D37474" w:rsidP="005A1F04">
      <w:pPr>
        <w:rPr>
          <w:rFonts w:ascii="Times New Roman" w:hAnsi="Times New Roman" w:cs="Times New Roman"/>
          <w:sz w:val="24"/>
          <w:szCs w:val="24"/>
        </w:rPr>
      </w:pPr>
      <w:r w:rsidRPr="00D3747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4E2718D" wp14:editId="7FD81A3B">
            <wp:extent cx="5943600" cy="25577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BED3" w14:textId="77777777" w:rsidR="00521E37" w:rsidRDefault="00521E37" w:rsidP="005A1F04">
      <w:pPr>
        <w:rPr>
          <w:rFonts w:ascii="Times New Roman" w:hAnsi="Times New Roman" w:cs="Times New Roman"/>
          <w:sz w:val="24"/>
          <w:szCs w:val="24"/>
        </w:rPr>
      </w:pPr>
    </w:p>
    <w:p w14:paraId="3737B8EC" w14:textId="563E8664" w:rsidR="00521E37" w:rsidRDefault="00521E37" w:rsidP="005A1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Push to Docker Hub</w:t>
      </w:r>
    </w:p>
    <w:p w14:paraId="500C4EBD" w14:textId="1B6C8158" w:rsidR="00521E37" w:rsidRDefault="00521E37" w:rsidP="005A1F04">
      <w:pPr>
        <w:rPr>
          <w:rFonts w:ascii="Times New Roman" w:hAnsi="Times New Roman" w:cs="Times New Roman"/>
          <w:sz w:val="24"/>
          <w:szCs w:val="24"/>
        </w:rPr>
      </w:pPr>
      <w:r w:rsidRPr="00521E3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CAACD55" wp14:editId="3679FD3C">
            <wp:extent cx="5943600" cy="260096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FE43" w14:textId="66B1DD26" w:rsidR="00005ACF" w:rsidRDefault="00005ACF" w:rsidP="005A1F04">
      <w:pPr>
        <w:rPr>
          <w:rFonts w:ascii="Times New Roman" w:hAnsi="Times New Roman" w:cs="Times New Roman"/>
          <w:sz w:val="24"/>
          <w:szCs w:val="24"/>
        </w:rPr>
      </w:pPr>
      <w:r w:rsidRPr="00A05D8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7DF889" wp14:editId="3DB04627">
            <wp:extent cx="5943600" cy="1266190"/>
            <wp:effectExtent l="0" t="0" r="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869C" w14:textId="77777777" w:rsidR="003614DA" w:rsidRDefault="003614DA" w:rsidP="005A1F04">
      <w:pPr>
        <w:rPr>
          <w:rFonts w:ascii="Times New Roman" w:hAnsi="Times New Roman" w:cs="Times New Roman"/>
          <w:sz w:val="24"/>
          <w:szCs w:val="24"/>
        </w:rPr>
      </w:pPr>
    </w:p>
    <w:p w14:paraId="6BDF9A22" w14:textId="77777777" w:rsidR="00005ACF" w:rsidRDefault="00005AC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EF9BB23" w14:textId="78D0587D" w:rsidR="003614DA" w:rsidRDefault="003614DA" w:rsidP="005A1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 Web App</w:t>
      </w:r>
    </w:p>
    <w:p w14:paraId="099EE67D" w14:textId="3B834D97" w:rsidR="003614DA" w:rsidRDefault="003614DA" w:rsidP="005A1F04">
      <w:pPr>
        <w:rPr>
          <w:rFonts w:ascii="Times New Roman" w:hAnsi="Times New Roman" w:cs="Times New Roman"/>
          <w:sz w:val="24"/>
          <w:szCs w:val="24"/>
        </w:rPr>
      </w:pPr>
      <w:r w:rsidRPr="003614D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7446589" wp14:editId="64446047">
            <wp:extent cx="5943600" cy="3714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3C6A" w14:textId="77448B2B" w:rsidR="005B205B" w:rsidRDefault="005B205B" w:rsidP="005A1F04">
      <w:pPr>
        <w:rPr>
          <w:rFonts w:ascii="Times New Roman" w:hAnsi="Times New Roman" w:cs="Times New Roman"/>
          <w:sz w:val="24"/>
          <w:szCs w:val="24"/>
        </w:rPr>
      </w:pPr>
      <w:r w:rsidRPr="005B205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2E22E61" wp14:editId="5569990C">
            <wp:extent cx="5943600" cy="3714750"/>
            <wp:effectExtent l="0" t="0" r="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A7C">
        <w:rPr>
          <w:rFonts w:ascii="Times New Roman" w:hAnsi="Times New Roman" w:cs="Times New Roman"/>
          <w:sz w:val="24"/>
          <w:szCs w:val="24"/>
        </w:rPr>
        <w:tab/>
      </w:r>
    </w:p>
    <w:p w14:paraId="1CC5ECBC" w14:textId="2540C1C7" w:rsidR="005412A3" w:rsidRDefault="005412A3" w:rsidP="005A1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Deployed web app</w:t>
      </w:r>
    </w:p>
    <w:p w14:paraId="67764031" w14:textId="043BD6C2" w:rsidR="00371BF5" w:rsidRPr="00B45BCB" w:rsidRDefault="005412A3">
      <w:pPr>
        <w:rPr>
          <w:rFonts w:ascii="Times New Roman" w:hAnsi="Times New Roman" w:cs="Times New Roman"/>
          <w:sz w:val="24"/>
          <w:szCs w:val="24"/>
        </w:rPr>
      </w:pPr>
      <w:r w:rsidRPr="005412A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EFC3FCE" wp14:editId="523E5869">
            <wp:extent cx="5943600" cy="3714750"/>
            <wp:effectExtent l="0" t="0" r="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BF5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59733DD" w14:textId="6F27DDD6" w:rsidR="00E7285E" w:rsidRPr="00371BF5" w:rsidRDefault="00130DD5" w:rsidP="005A1F0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71BF5">
        <w:rPr>
          <w:rFonts w:ascii="Times New Roman" w:hAnsi="Times New Roman" w:cs="Times New Roman"/>
          <w:b/>
          <w:bCs/>
          <w:sz w:val="24"/>
          <w:szCs w:val="24"/>
        </w:rPr>
        <w:t xml:space="preserve">GitHub </w:t>
      </w:r>
      <w:r w:rsidR="009F213F" w:rsidRPr="00371BF5">
        <w:rPr>
          <w:rFonts w:ascii="Times New Roman" w:hAnsi="Times New Roman" w:cs="Times New Roman"/>
          <w:b/>
          <w:bCs/>
          <w:sz w:val="24"/>
          <w:szCs w:val="24"/>
        </w:rPr>
        <w:t>Actions</w:t>
      </w:r>
    </w:p>
    <w:p w14:paraId="4B77E4AE" w14:textId="77777777" w:rsidR="00E7285E" w:rsidRDefault="00E7285E" w:rsidP="005A1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Failed CI/CD Workflow</w:t>
      </w:r>
    </w:p>
    <w:p w14:paraId="29677EA7" w14:textId="1905FBBD" w:rsidR="001F730C" w:rsidRDefault="00362545" w:rsidP="005A1F04">
      <w:pPr>
        <w:rPr>
          <w:rFonts w:ascii="Times New Roman" w:hAnsi="Times New Roman" w:cs="Times New Roman"/>
          <w:sz w:val="24"/>
          <w:szCs w:val="24"/>
        </w:rPr>
      </w:pPr>
      <w:r w:rsidRPr="0036254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A12FC52" wp14:editId="65669660">
            <wp:extent cx="4366638" cy="6774767"/>
            <wp:effectExtent l="0" t="0" r="0" b="7620"/>
            <wp:docPr id="47" name="Picture 4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677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C684" w14:textId="37581FD6" w:rsidR="009F213F" w:rsidRDefault="009F213F" w:rsidP="005A1F04">
      <w:pPr>
        <w:rPr>
          <w:rFonts w:ascii="Times New Roman" w:hAnsi="Times New Roman" w:cs="Times New Roman"/>
          <w:sz w:val="24"/>
          <w:szCs w:val="24"/>
        </w:rPr>
      </w:pPr>
      <w:r w:rsidRPr="009F213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EB01896" wp14:editId="79FFB498">
            <wp:extent cx="5943600" cy="3714750"/>
            <wp:effectExtent l="0" t="0" r="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BDDE" w14:textId="77777777" w:rsidR="001F730C" w:rsidRDefault="001F730C" w:rsidP="005A1F04">
      <w:pPr>
        <w:rPr>
          <w:rFonts w:ascii="Times New Roman" w:hAnsi="Times New Roman" w:cs="Times New Roman"/>
          <w:sz w:val="24"/>
          <w:szCs w:val="24"/>
        </w:rPr>
      </w:pPr>
    </w:p>
    <w:p w14:paraId="1C55057C" w14:textId="77777777" w:rsidR="00371BF5" w:rsidRDefault="00371B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EB25C22" w14:textId="606BA2E5" w:rsidR="001F730C" w:rsidRDefault="001F730C" w:rsidP="005A1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Successful CI/CD Workflow</w:t>
      </w:r>
    </w:p>
    <w:p w14:paraId="57B4BFB6" w14:textId="6C26844D" w:rsidR="00F04956" w:rsidRDefault="00F04956" w:rsidP="005A1F04">
      <w:pPr>
        <w:rPr>
          <w:rFonts w:ascii="Times New Roman" w:hAnsi="Times New Roman" w:cs="Times New Roman"/>
          <w:sz w:val="24"/>
          <w:szCs w:val="24"/>
        </w:rPr>
      </w:pPr>
      <w:r w:rsidRPr="00F0495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AE5F4F" wp14:editId="688B0B60">
            <wp:extent cx="4602879" cy="6751905"/>
            <wp:effectExtent l="0" t="0" r="7620" b="0"/>
            <wp:docPr id="49" name="Picture 4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675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6DA1" w14:textId="00D99C73" w:rsidR="001F730C" w:rsidRDefault="001F730C" w:rsidP="005A1F04">
      <w:pPr>
        <w:rPr>
          <w:rFonts w:ascii="Times New Roman" w:hAnsi="Times New Roman" w:cs="Times New Roman"/>
          <w:sz w:val="24"/>
          <w:szCs w:val="24"/>
        </w:rPr>
      </w:pPr>
      <w:r w:rsidRPr="001F730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7538EAA" wp14:editId="1E35290C">
            <wp:extent cx="5943600" cy="3714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8AC7" w14:textId="77777777" w:rsidR="00F8763D" w:rsidRDefault="00F8763D" w:rsidP="005A1F04">
      <w:pPr>
        <w:rPr>
          <w:rFonts w:ascii="Times New Roman" w:hAnsi="Times New Roman" w:cs="Times New Roman"/>
          <w:sz w:val="24"/>
          <w:szCs w:val="24"/>
        </w:rPr>
      </w:pPr>
    </w:p>
    <w:p w14:paraId="6E0EC3BA" w14:textId="77777777" w:rsidR="005453AA" w:rsidRDefault="005453A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E943210" w14:textId="4807CB4A" w:rsidR="00F8763D" w:rsidRDefault="00F8763D" w:rsidP="005A1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Raise PRs against the parent repository</w:t>
      </w:r>
    </w:p>
    <w:p w14:paraId="037EAD25" w14:textId="66E9B1DF" w:rsidR="005453AA" w:rsidRDefault="005453AA" w:rsidP="005A1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 1:</w:t>
      </w:r>
    </w:p>
    <w:p w14:paraId="42947DA7" w14:textId="184381E3" w:rsidR="00F8763D" w:rsidRDefault="003B01E3" w:rsidP="005A1F04">
      <w:pPr>
        <w:rPr>
          <w:rFonts w:ascii="Times New Roman" w:hAnsi="Times New Roman" w:cs="Times New Roman"/>
          <w:sz w:val="24"/>
          <w:szCs w:val="24"/>
        </w:rPr>
      </w:pPr>
      <w:r w:rsidRPr="003B01E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0DA9E15" wp14:editId="7CA84D44">
            <wp:extent cx="4678680" cy="2928674"/>
            <wp:effectExtent l="0" t="0" r="7620" b="508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87837" cy="293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3F78" w14:textId="52DD0D06" w:rsidR="00AC7570" w:rsidRDefault="005453AA" w:rsidP="005A1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 2:</w:t>
      </w:r>
    </w:p>
    <w:p w14:paraId="555F32A7" w14:textId="1AD06F55" w:rsidR="002434E5" w:rsidRDefault="005453AA" w:rsidP="005A1F04">
      <w:pPr>
        <w:rPr>
          <w:rFonts w:ascii="Times New Roman" w:hAnsi="Times New Roman" w:cs="Times New Roman"/>
          <w:sz w:val="24"/>
          <w:szCs w:val="24"/>
        </w:rPr>
      </w:pPr>
      <w:r w:rsidRPr="005453A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AA62938" wp14:editId="1956719C">
            <wp:extent cx="4739640" cy="3462064"/>
            <wp:effectExtent l="0" t="0" r="381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49780" cy="346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855B" w14:textId="00AC0310" w:rsidR="002434E5" w:rsidRPr="00492172" w:rsidRDefault="00C44645" w:rsidP="005A1F0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Regarding Task 11:</w:t>
      </w:r>
      <w:r>
        <w:rPr>
          <w:rFonts w:ascii="Times New Roman" w:hAnsi="Times New Roman" w:cs="Times New Roman"/>
          <w:sz w:val="24"/>
          <w:szCs w:val="24"/>
        </w:rPr>
        <w:br/>
      </w:r>
      <w:r w:rsidR="002434E5">
        <w:rPr>
          <w:rFonts w:ascii="Times New Roman" w:hAnsi="Times New Roman" w:cs="Times New Roman"/>
          <w:sz w:val="24"/>
          <w:szCs w:val="24"/>
        </w:rPr>
        <w:t xml:space="preserve">New look and feel of app unable to be reflected in the deployed app as the VM and web app were shut down on admin level. </w:t>
      </w:r>
      <w:r>
        <w:rPr>
          <w:rFonts w:ascii="Times New Roman" w:hAnsi="Times New Roman" w:cs="Times New Roman"/>
          <w:sz w:val="24"/>
          <w:szCs w:val="24"/>
        </w:rPr>
        <w:t>However, f</w:t>
      </w:r>
      <w:r w:rsidR="002434E5">
        <w:rPr>
          <w:rFonts w:ascii="Times New Roman" w:hAnsi="Times New Roman" w:cs="Times New Roman"/>
          <w:sz w:val="24"/>
          <w:szCs w:val="24"/>
        </w:rPr>
        <w:t>unctionality is complete</w:t>
      </w:r>
      <w:r>
        <w:rPr>
          <w:rFonts w:ascii="Times New Roman" w:hAnsi="Times New Roman" w:cs="Times New Roman"/>
          <w:sz w:val="24"/>
          <w:szCs w:val="24"/>
        </w:rPr>
        <w:t>.</w:t>
      </w:r>
    </w:p>
    <w:sectPr w:rsidR="002434E5" w:rsidRPr="004921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832815"/>
    <w:multiLevelType w:val="hybridMultilevel"/>
    <w:tmpl w:val="1C6848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972AAB"/>
    <w:multiLevelType w:val="hybridMultilevel"/>
    <w:tmpl w:val="D84EAE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540B4D"/>
    <w:multiLevelType w:val="hybridMultilevel"/>
    <w:tmpl w:val="B4387E90"/>
    <w:lvl w:ilvl="0" w:tplc="32FA068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136CB3"/>
    <w:multiLevelType w:val="hybridMultilevel"/>
    <w:tmpl w:val="088654C8"/>
    <w:lvl w:ilvl="0" w:tplc="67161CE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98141651">
    <w:abstractNumId w:val="1"/>
  </w:num>
  <w:num w:numId="2" w16cid:durableId="1306860538">
    <w:abstractNumId w:val="0"/>
  </w:num>
  <w:num w:numId="3" w16cid:durableId="1714428530">
    <w:abstractNumId w:val="3"/>
  </w:num>
  <w:num w:numId="4" w16cid:durableId="2057266863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grawal, Ananya SIMPL-PTIY/FBF">
    <w15:presenceInfo w15:providerId="AD" w15:userId="S::Ananya.Agrawal@shell.com::6fbc7114-9464-4384-942d-d71e3be52ce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visionView w:markup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2172"/>
    <w:rsid w:val="00005ACF"/>
    <w:rsid w:val="000276C0"/>
    <w:rsid w:val="000709CB"/>
    <w:rsid w:val="00121CEA"/>
    <w:rsid w:val="00130DD5"/>
    <w:rsid w:val="001357E4"/>
    <w:rsid w:val="00153292"/>
    <w:rsid w:val="001B0246"/>
    <w:rsid w:val="001E7C7C"/>
    <w:rsid w:val="001F730C"/>
    <w:rsid w:val="00200C86"/>
    <w:rsid w:val="002434E5"/>
    <w:rsid w:val="00253510"/>
    <w:rsid w:val="00264EB2"/>
    <w:rsid w:val="002711CD"/>
    <w:rsid w:val="00275185"/>
    <w:rsid w:val="002F4399"/>
    <w:rsid w:val="00305C6D"/>
    <w:rsid w:val="00341B9F"/>
    <w:rsid w:val="0034387A"/>
    <w:rsid w:val="003614DA"/>
    <w:rsid w:val="00362545"/>
    <w:rsid w:val="00371BF5"/>
    <w:rsid w:val="003B01E3"/>
    <w:rsid w:val="00402BCD"/>
    <w:rsid w:val="00465E6A"/>
    <w:rsid w:val="00487D62"/>
    <w:rsid w:val="00492172"/>
    <w:rsid w:val="004E2972"/>
    <w:rsid w:val="00521E37"/>
    <w:rsid w:val="005412A3"/>
    <w:rsid w:val="0054249E"/>
    <w:rsid w:val="005453AA"/>
    <w:rsid w:val="0056550B"/>
    <w:rsid w:val="005736F6"/>
    <w:rsid w:val="00586830"/>
    <w:rsid w:val="005A1F04"/>
    <w:rsid w:val="005A78C8"/>
    <w:rsid w:val="005B205B"/>
    <w:rsid w:val="006128D2"/>
    <w:rsid w:val="00631B6E"/>
    <w:rsid w:val="00673690"/>
    <w:rsid w:val="006A3A7C"/>
    <w:rsid w:val="007412FB"/>
    <w:rsid w:val="00786C4C"/>
    <w:rsid w:val="007D53DB"/>
    <w:rsid w:val="00801181"/>
    <w:rsid w:val="00810F43"/>
    <w:rsid w:val="00887B76"/>
    <w:rsid w:val="008C304F"/>
    <w:rsid w:val="00914F99"/>
    <w:rsid w:val="00964914"/>
    <w:rsid w:val="00996F79"/>
    <w:rsid w:val="009D621F"/>
    <w:rsid w:val="009F213F"/>
    <w:rsid w:val="00A05D8E"/>
    <w:rsid w:val="00A36810"/>
    <w:rsid w:val="00A6610B"/>
    <w:rsid w:val="00A70F31"/>
    <w:rsid w:val="00AA5E6C"/>
    <w:rsid w:val="00AB4F8F"/>
    <w:rsid w:val="00AC7570"/>
    <w:rsid w:val="00B05EA2"/>
    <w:rsid w:val="00B12A10"/>
    <w:rsid w:val="00B45BCB"/>
    <w:rsid w:val="00B81E29"/>
    <w:rsid w:val="00B85123"/>
    <w:rsid w:val="00BB5EDC"/>
    <w:rsid w:val="00C0541B"/>
    <w:rsid w:val="00C235EE"/>
    <w:rsid w:val="00C44645"/>
    <w:rsid w:val="00C73DD7"/>
    <w:rsid w:val="00CC1FC8"/>
    <w:rsid w:val="00CC42C2"/>
    <w:rsid w:val="00D03506"/>
    <w:rsid w:val="00D2215B"/>
    <w:rsid w:val="00D32C76"/>
    <w:rsid w:val="00D37474"/>
    <w:rsid w:val="00DF27B6"/>
    <w:rsid w:val="00E07D37"/>
    <w:rsid w:val="00E7285E"/>
    <w:rsid w:val="00E86185"/>
    <w:rsid w:val="00EF4E10"/>
    <w:rsid w:val="00F04956"/>
    <w:rsid w:val="00F603A2"/>
    <w:rsid w:val="00F67F31"/>
    <w:rsid w:val="00F8579A"/>
    <w:rsid w:val="00F876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5E4E80"/>
  <w15:chartTrackingRefBased/>
  <w15:docId w15:val="{D6F3CA4B-4345-46AF-856A-75FAA32C25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492172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49217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052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30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3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microsoft.com/office/2011/relationships/people" Target="peop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612</TotalTime>
  <Pages>27</Pages>
  <Words>311</Words>
  <Characters>1778</Characters>
  <Application>Microsoft Office Word</Application>
  <DocSecurity>0</DocSecurity>
  <Lines>14</Lines>
  <Paragraphs>4</Paragraphs>
  <ScaleCrop>false</ScaleCrop>
  <Company/>
  <LinksUpToDate>false</LinksUpToDate>
  <CharactersWithSpaces>2085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Agrawal, Ananya SIMPL-PTIY/FBF</dc:creator>
  <cp:keywords/>
  <dc:description/>
  <cp:lastModifiedBy>Agrawal, Ananya SIMPL-PTIY/FBF</cp:lastModifiedBy>
  <cp:revision>89</cp:revision>
  <cp:lastPrinted>2023-08-28T15:05:00Z</cp:lastPrinted>
  <dcterms:created xsi:type="dcterms:W3CDTF">2023-08-28T04:52:00Z</dcterms:created>
  <dcterms:modified xsi:type="dcterms:W3CDTF">2023-08-28T15:05:00Z</dcterms:modified>
</cp:coreProperties>
</file>